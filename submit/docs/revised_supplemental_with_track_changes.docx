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F9ECDA" w14:textId="77777777" w:rsidR="009B72B4" w:rsidRDefault="008876BF">
      <w:pPr>
        <w:pStyle w:val="Title"/>
        <w:rPr>
          <w:rFonts w:ascii="Arial" w:hAnsi="Arial" w:cs="Arial"/>
        </w:rPr>
      </w:pPr>
      <w:r w:rsidRPr="006D0004">
        <w:rPr>
          <w:rFonts w:ascii="Arial" w:hAnsi="Arial" w:cs="Arial"/>
        </w:rPr>
        <w:t>Supplemental Figures: Aligning marine species range data to better serve science and conservation</w:t>
      </w:r>
    </w:p>
    <w:p w14:paraId="67C6DFF6" w14:textId="29914EB4" w:rsidR="008876BF" w:rsidRPr="004D1E3D" w:rsidRDefault="008876BF" w:rsidP="008876BF">
      <w:pPr>
        <w:pStyle w:val="Author"/>
        <w:rPr>
          <w:rFonts w:ascii="Times New Roman" w:hAnsi="Times New Roman" w:cs="Times New Roman"/>
        </w:rPr>
      </w:pPr>
      <w:r w:rsidRPr="004D1E3D">
        <w:rPr>
          <w:rFonts w:ascii="Times New Roman" w:hAnsi="Times New Roman" w:cs="Times New Roman"/>
        </w:rPr>
        <w:t xml:space="preserve">Casey C. O'Hara, Jamie C. </w:t>
      </w:r>
      <w:proofErr w:type="spellStart"/>
      <w:r w:rsidRPr="004D1E3D">
        <w:rPr>
          <w:rFonts w:ascii="Times New Roman" w:hAnsi="Times New Roman" w:cs="Times New Roman"/>
        </w:rPr>
        <w:t>Afflerbach</w:t>
      </w:r>
      <w:proofErr w:type="spellEnd"/>
      <w:r w:rsidRPr="004D1E3D">
        <w:rPr>
          <w:rFonts w:ascii="Times New Roman" w:hAnsi="Times New Roman" w:cs="Times New Roman"/>
        </w:rPr>
        <w:t>, Courtney Scarborough, Benjamin S. Halpern</w:t>
      </w:r>
    </w:p>
    <w:p w14:paraId="3EF212C5" w14:textId="77777777" w:rsidR="008876BF" w:rsidRPr="008876BF" w:rsidRDefault="008876BF" w:rsidP="008876BF">
      <w:pPr>
        <w:pStyle w:val="BodyText"/>
      </w:pPr>
    </w:p>
    <w:p w14:paraId="5F001CFE" w14:textId="77777777" w:rsidR="009B72B4" w:rsidRPr="006D0004" w:rsidRDefault="008876BF">
      <w:pPr>
        <w:pStyle w:val="Figure"/>
        <w:rPr>
          <w:rFonts w:ascii="Arial" w:hAnsi="Arial" w:cs="Arial"/>
        </w:rPr>
      </w:pPr>
      <w:bookmarkStart w:id="0" w:name="supplemental-figure-captions"/>
      <w:bookmarkEnd w:id="0"/>
      <w:r w:rsidRPr="006D0004">
        <w:rPr>
          <w:rFonts w:ascii="Arial" w:hAnsi="Arial" w:cs="Arial"/>
          <w:noProof/>
        </w:rPr>
        <w:drawing>
          <wp:inline distT="0" distB="0" distL="0" distR="0" wp14:anchorId="1C1FD4E8" wp14:editId="0C3799CF">
            <wp:extent cx="5334000" cy="5357706"/>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S1_fig.png"/>
                    <pic:cNvPicPr>
                      <a:picLocks noChangeAspect="1" noChangeArrowheads="1"/>
                    </pic:cNvPicPr>
                  </pic:nvPicPr>
                  <pic:blipFill>
                    <a:blip r:embed="rId8"/>
                    <a:stretch>
                      <a:fillRect/>
                    </a:stretch>
                  </pic:blipFill>
                  <pic:spPr bwMode="auto">
                    <a:xfrm>
                      <a:off x="0" y="0"/>
                      <a:ext cx="5334000" cy="5357706"/>
                    </a:xfrm>
                    <a:prstGeom prst="rect">
                      <a:avLst/>
                    </a:prstGeom>
                    <a:noFill/>
                    <a:ln w="9525">
                      <a:noFill/>
                      <a:headEnd/>
                      <a:tailEnd/>
                    </a:ln>
                  </pic:spPr>
                </pic:pic>
              </a:graphicData>
            </a:graphic>
          </wp:inline>
        </w:drawing>
      </w:r>
    </w:p>
    <w:p w14:paraId="22652626" w14:textId="77777777" w:rsidR="009B72B4" w:rsidRPr="006D0004" w:rsidRDefault="008876BF">
      <w:pPr>
        <w:pStyle w:val="BlockText"/>
        <w:rPr>
          <w:rFonts w:ascii="Arial" w:hAnsi="Arial" w:cs="Arial"/>
        </w:rPr>
      </w:pPr>
      <w:r w:rsidRPr="006D0004">
        <w:rPr>
          <w:rFonts w:ascii="Arial" w:hAnsi="Arial" w:cs="Arial"/>
          <w:b/>
        </w:rPr>
        <w:t xml:space="preserve">Fig S1. Examples of </w:t>
      </w:r>
      <w:proofErr w:type="spellStart"/>
      <w:r w:rsidRPr="006D0004">
        <w:rPr>
          <w:rFonts w:ascii="Arial" w:hAnsi="Arial" w:cs="Arial"/>
          <w:b/>
        </w:rPr>
        <w:t>AquaMaps</w:t>
      </w:r>
      <w:proofErr w:type="spellEnd"/>
      <w:r w:rsidRPr="006D0004">
        <w:rPr>
          <w:rFonts w:ascii="Arial" w:hAnsi="Arial" w:cs="Arial"/>
          <w:b/>
        </w:rPr>
        <w:t xml:space="preserve"> and IUCN raw species range data.</w:t>
      </w:r>
      <w:r w:rsidRPr="006D0004">
        <w:rPr>
          <w:rFonts w:ascii="Arial" w:hAnsi="Arial" w:cs="Arial"/>
        </w:rPr>
        <w:t xml:space="preserve"> (A, B) </w:t>
      </w:r>
      <w:proofErr w:type="spellStart"/>
      <w:r w:rsidRPr="006D0004">
        <w:rPr>
          <w:rFonts w:ascii="Arial" w:hAnsi="Arial" w:cs="Arial"/>
        </w:rPr>
        <w:t>AquaMaps</w:t>
      </w:r>
      <w:proofErr w:type="spellEnd"/>
      <w:r w:rsidRPr="006D0004">
        <w:rPr>
          <w:rFonts w:ascii="Arial" w:hAnsi="Arial" w:cs="Arial"/>
        </w:rPr>
        <w:t xml:space="preserve"> distribution of </w:t>
      </w:r>
      <w:proofErr w:type="spellStart"/>
      <w:r w:rsidRPr="006D0004">
        <w:rPr>
          <w:rFonts w:ascii="Arial" w:hAnsi="Arial" w:cs="Arial"/>
        </w:rPr>
        <w:t>Thunnus</w:t>
      </w:r>
      <w:proofErr w:type="spellEnd"/>
      <w:r w:rsidRPr="006D0004">
        <w:rPr>
          <w:rFonts w:ascii="Arial" w:hAnsi="Arial" w:cs="Arial"/>
        </w:rPr>
        <w:t xml:space="preserve"> </w:t>
      </w:r>
      <w:proofErr w:type="spellStart"/>
      <w:r w:rsidRPr="006D0004">
        <w:rPr>
          <w:rFonts w:ascii="Arial" w:hAnsi="Arial" w:cs="Arial"/>
        </w:rPr>
        <w:t>alalunga</w:t>
      </w:r>
      <w:proofErr w:type="spellEnd"/>
      <w:r w:rsidRPr="006D0004">
        <w:rPr>
          <w:rFonts w:ascii="Arial" w:hAnsi="Arial" w:cs="Arial"/>
        </w:rPr>
        <w:t xml:space="preserve"> (Albacore Tuna) [</w:t>
      </w:r>
      <w:r w:rsidR="006D0004" w:rsidRPr="006D0004">
        <w:rPr>
          <w:rFonts w:ascii="Arial" w:hAnsi="Arial" w:cs="Arial"/>
        </w:rPr>
        <w:t>25</w:t>
      </w:r>
      <w:r w:rsidRPr="006D0004">
        <w:rPr>
          <w:rFonts w:ascii="Arial" w:hAnsi="Arial" w:cs="Arial"/>
        </w:rPr>
        <w:t xml:space="preserve">] showing (A) global range with varying probabilities of occurrence assigned to 0.5° grid cells and (B) presence within 0.5° grid cells. (C, D) IUCN distribution of T. </w:t>
      </w:r>
      <w:proofErr w:type="spellStart"/>
      <w:r w:rsidRPr="006D0004">
        <w:rPr>
          <w:rFonts w:ascii="Arial" w:hAnsi="Arial" w:cs="Arial"/>
        </w:rPr>
        <w:t>alalunga</w:t>
      </w:r>
      <w:proofErr w:type="spellEnd"/>
      <w:r w:rsidRPr="006D0004">
        <w:rPr>
          <w:rFonts w:ascii="Arial" w:hAnsi="Arial" w:cs="Arial"/>
        </w:rPr>
        <w:t xml:space="preserve"> [</w:t>
      </w:r>
      <w:r w:rsidR="006D0004" w:rsidRPr="006D0004">
        <w:rPr>
          <w:rFonts w:ascii="Arial" w:hAnsi="Arial" w:cs="Arial"/>
        </w:rPr>
        <w:t>26</w:t>
      </w:r>
      <w:r w:rsidRPr="006D0004">
        <w:rPr>
          <w:rFonts w:ascii="Arial" w:hAnsi="Arial" w:cs="Arial"/>
        </w:rPr>
        <w:t>] represented as (C) extent of occurrence polygons and (D) presence within 0.5° grid cells.</w:t>
      </w:r>
    </w:p>
    <w:p w14:paraId="1D754C89" w14:textId="77777777" w:rsidR="009B72B4" w:rsidRPr="006D0004" w:rsidRDefault="008876BF">
      <w:pPr>
        <w:pStyle w:val="Figure"/>
        <w:rPr>
          <w:rFonts w:ascii="Arial" w:hAnsi="Arial" w:cs="Arial"/>
        </w:rPr>
      </w:pPr>
      <w:r w:rsidRPr="006D0004">
        <w:rPr>
          <w:rFonts w:ascii="Arial" w:hAnsi="Arial" w:cs="Arial"/>
          <w:noProof/>
        </w:rPr>
        <w:lastRenderedPageBreak/>
        <w:drawing>
          <wp:inline distT="0" distB="0" distL="0" distR="0" wp14:anchorId="4C143F4A" wp14:editId="3FCCD05A">
            <wp:extent cx="5334000" cy="4599093"/>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S2_fig.png"/>
                    <pic:cNvPicPr>
                      <a:picLocks noChangeAspect="1" noChangeArrowheads="1"/>
                    </pic:cNvPicPr>
                  </pic:nvPicPr>
                  <pic:blipFill>
                    <a:blip r:embed="rId9"/>
                    <a:stretch>
                      <a:fillRect/>
                    </a:stretch>
                  </pic:blipFill>
                  <pic:spPr bwMode="auto">
                    <a:xfrm>
                      <a:off x="0" y="0"/>
                      <a:ext cx="5334000" cy="4599093"/>
                    </a:xfrm>
                    <a:prstGeom prst="rect">
                      <a:avLst/>
                    </a:prstGeom>
                    <a:noFill/>
                    <a:ln w="9525">
                      <a:noFill/>
                      <a:headEnd/>
                      <a:tailEnd/>
                    </a:ln>
                  </pic:spPr>
                </pic:pic>
              </a:graphicData>
            </a:graphic>
          </wp:inline>
        </w:drawing>
      </w:r>
    </w:p>
    <w:p w14:paraId="3805D73F" w14:textId="77777777" w:rsidR="009B72B4" w:rsidRPr="006D0004" w:rsidRDefault="008876BF">
      <w:pPr>
        <w:pStyle w:val="BlockText"/>
        <w:rPr>
          <w:rFonts w:ascii="Arial" w:hAnsi="Arial" w:cs="Arial"/>
        </w:rPr>
      </w:pPr>
      <w:r w:rsidRPr="006D0004">
        <w:rPr>
          <w:rFonts w:ascii="Arial" w:hAnsi="Arial" w:cs="Arial"/>
          <w:b/>
        </w:rPr>
        <w:t xml:space="preserve">Fig S2. </w:t>
      </w:r>
      <w:proofErr w:type="gramStart"/>
      <w:r w:rsidRPr="006D0004">
        <w:rPr>
          <w:rFonts w:ascii="Arial" w:hAnsi="Arial" w:cs="Arial"/>
          <w:b/>
        </w:rPr>
        <w:t xml:space="preserve">Rasterizing </w:t>
      </w:r>
      <w:proofErr w:type="spellStart"/>
      <w:r w:rsidRPr="006D0004">
        <w:rPr>
          <w:rFonts w:ascii="Arial" w:hAnsi="Arial" w:cs="Arial"/>
          <w:b/>
        </w:rPr>
        <w:t>shapefiles</w:t>
      </w:r>
      <w:proofErr w:type="spellEnd"/>
      <w:r w:rsidRPr="006D0004">
        <w:rPr>
          <w:rFonts w:ascii="Arial" w:hAnsi="Arial" w:cs="Arial"/>
          <w:b/>
        </w:rPr>
        <w:t xml:space="preserve"> provided by IUCN.</w:t>
      </w:r>
      <w:proofErr w:type="gramEnd"/>
      <w:r w:rsidRPr="006D0004">
        <w:rPr>
          <w:rFonts w:ascii="Arial" w:hAnsi="Arial" w:cs="Arial"/>
        </w:rPr>
        <w:t xml:space="preserve"> A portion of the T. </w:t>
      </w:r>
      <w:proofErr w:type="spellStart"/>
      <w:r w:rsidRPr="006D0004">
        <w:rPr>
          <w:rFonts w:ascii="Arial" w:hAnsi="Arial" w:cs="Arial"/>
        </w:rPr>
        <w:t>alalunga</w:t>
      </w:r>
      <w:proofErr w:type="spellEnd"/>
      <w:r w:rsidRPr="006D0004">
        <w:rPr>
          <w:rFonts w:ascii="Arial" w:hAnsi="Arial" w:cs="Arial"/>
        </w:rPr>
        <w:t xml:space="preserve"> range map [</w:t>
      </w:r>
      <w:r w:rsidR="006D0004" w:rsidRPr="006D0004">
        <w:rPr>
          <w:rFonts w:ascii="Arial" w:hAnsi="Arial" w:cs="Arial"/>
        </w:rPr>
        <w:t>26</w:t>
      </w:r>
      <w:r w:rsidRPr="006D0004">
        <w:rPr>
          <w:rFonts w:ascii="Arial" w:hAnsi="Arial" w:cs="Arial"/>
        </w:rPr>
        <w:t xml:space="preserve">] is used to exemplify the </w:t>
      </w:r>
      <w:proofErr w:type="spellStart"/>
      <w:r w:rsidRPr="006D0004">
        <w:rPr>
          <w:rFonts w:ascii="Arial" w:hAnsi="Arial" w:cs="Arial"/>
        </w:rPr>
        <w:t>rasterization</w:t>
      </w:r>
      <w:proofErr w:type="spellEnd"/>
      <w:r w:rsidRPr="006D0004">
        <w:rPr>
          <w:rFonts w:ascii="Arial" w:hAnsi="Arial" w:cs="Arial"/>
        </w:rPr>
        <w:t xml:space="preserve"> process. To enable direct comparison of IUCN species ranges to </w:t>
      </w:r>
      <w:proofErr w:type="spellStart"/>
      <w:r w:rsidRPr="006D0004">
        <w:rPr>
          <w:rFonts w:ascii="Arial" w:hAnsi="Arial" w:cs="Arial"/>
        </w:rPr>
        <w:t>AquaMaps</w:t>
      </w:r>
      <w:proofErr w:type="spellEnd"/>
      <w:r w:rsidRPr="006D0004">
        <w:rPr>
          <w:rFonts w:ascii="Arial" w:hAnsi="Arial" w:cs="Arial"/>
        </w:rPr>
        <w:t xml:space="preserve"> species ranges, the raw IUCN polygon (A) is overlaid with a 0.5° degree grid matching the </w:t>
      </w:r>
      <w:proofErr w:type="spellStart"/>
      <w:r w:rsidRPr="006D0004">
        <w:rPr>
          <w:rFonts w:ascii="Arial" w:hAnsi="Arial" w:cs="Arial"/>
        </w:rPr>
        <w:t>AquaMaps</w:t>
      </w:r>
      <w:proofErr w:type="spellEnd"/>
      <w:r w:rsidRPr="006D0004">
        <w:rPr>
          <w:rFonts w:ascii="Arial" w:hAnsi="Arial" w:cs="Arial"/>
        </w:rPr>
        <w:t xml:space="preserve"> grid (B). Each cell is assigned a value of "present" if the cell overlaps any portion of the polygon (C). </w:t>
      </w:r>
      <w:proofErr w:type="gramStart"/>
      <w:r w:rsidRPr="006D0004">
        <w:rPr>
          <w:rFonts w:ascii="Arial" w:hAnsi="Arial" w:cs="Arial"/>
        </w:rPr>
        <w:t>The resulting raster (D).</w:t>
      </w:r>
      <w:proofErr w:type="gramEnd"/>
    </w:p>
    <w:p w14:paraId="531F5D8F" w14:textId="77777777" w:rsidR="009B72B4" w:rsidRPr="006D0004" w:rsidRDefault="008876BF">
      <w:pPr>
        <w:pStyle w:val="Figure"/>
        <w:rPr>
          <w:rFonts w:ascii="Arial" w:hAnsi="Arial" w:cs="Arial"/>
        </w:rPr>
      </w:pPr>
      <w:r w:rsidRPr="006D0004">
        <w:rPr>
          <w:rFonts w:ascii="Arial" w:hAnsi="Arial" w:cs="Arial"/>
          <w:noProof/>
        </w:rPr>
        <w:lastRenderedPageBreak/>
        <w:drawing>
          <wp:inline distT="0" distB="0" distL="0" distR="0" wp14:anchorId="2F61D7B3" wp14:editId="579CC10C">
            <wp:extent cx="5334000" cy="3835738"/>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S3_fig.png"/>
                    <pic:cNvPicPr>
                      <a:picLocks noChangeAspect="1" noChangeArrowheads="1"/>
                    </pic:cNvPicPr>
                  </pic:nvPicPr>
                  <pic:blipFill>
                    <a:blip r:embed="rId10"/>
                    <a:stretch>
                      <a:fillRect/>
                    </a:stretch>
                  </pic:blipFill>
                  <pic:spPr bwMode="auto">
                    <a:xfrm>
                      <a:off x="0" y="0"/>
                      <a:ext cx="5334000" cy="3835738"/>
                    </a:xfrm>
                    <a:prstGeom prst="rect">
                      <a:avLst/>
                    </a:prstGeom>
                    <a:noFill/>
                    <a:ln w="9525">
                      <a:noFill/>
                      <a:headEnd/>
                      <a:tailEnd/>
                    </a:ln>
                  </pic:spPr>
                </pic:pic>
              </a:graphicData>
            </a:graphic>
          </wp:inline>
        </w:drawing>
      </w:r>
    </w:p>
    <w:p w14:paraId="75551056" w14:textId="77777777" w:rsidR="009B72B4" w:rsidRDefault="008876BF">
      <w:pPr>
        <w:pStyle w:val="BlockText"/>
        <w:rPr>
          <w:rFonts w:ascii="Arial" w:hAnsi="Arial" w:cs="Arial"/>
        </w:rPr>
      </w:pPr>
      <w:r w:rsidRPr="006D0004">
        <w:rPr>
          <w:rFonts w:ascii="Arial" w:hAnsi="Arial" w:cs="Arial"/>
          <w:b/>
        </w:rPr>
        <w:t>Fig S3. Representative species maps to illustrate each quadrant from Fig 2A.</w:t>
      </w:r>
      <w:r w:rsidRPr="006D0004">
        <w:rPr>
          <w:rFonts w:ascii="Arial" w:hAnsi="Arial" w:cs="Arial"/>
        </w:rPr>
        <w:t xml:space="preserve"> Each map is positioned to match its quadrant in Fig 2A. FAO Major Fishing Area boundaries [</w:t>
      </w:r>
      <w:r w:rsidR="006D0004" w:rsidRPr="006D0004">
        <w:rPr>
          <w:rFonts w:ascii="Arial" w:hAnsi="Arial" w:cs="Arial"/>
        </w:rPr>
        <w:t>13</w:t>
      </w:r>
      <w:r w:rsidRPr="006D0004">
        <w:rPr>
          <w:rFonts w:ascii="Arial" w:hAnsi="Arial" w:cs="Arial"/>
        </w:rPr>
        <w:t xml:space="preserve">] are outlined in light grey. (A) Distribution-aligned: </w:t>
      </w:r>
      <w:proofErr w:type="spellStart"/>
      <w:r w:rsidRPr="006D0004">
        <w:rPr>
          <w:rFonts w:ascii="Arial" w:hAnsi="Arial" w:cs="Arial"/>
        </w:rPr>
        <w:t>Conus</w:t>
      </w:r>
      <w:proofErr w:type="spellEnd"/>
      <w:r w:rsidRPr="006D0004">
        <w:rPr>
          <w:rFonts w:ascii="Arial" w:hAnsi="Arial" w:cs="Arial"/>
        </w:rPr>
        <w:t xml:space="preserve"> </w:t>
      </w:r>
      <w:proofErr w:type="spellStart"/>
      <w:r w:rsidRPr="006D0004">
        <w:rPr>
          <w:rFonts w:ascii="Arial" w:hAnsi="Arial" w:cs="Arial"/>
        </w:rPr>
        <w:t>episcopatus</w:t>
      </w:r>
      <w:proofErr w:type="spellEnd"/>
      <w:r w:rsidRPr="006D0004">
        <w:rPr>
          <w:rFonts w:ascii="Arial" w:hAnsi="Arial" w:cs="Arial"/>
        </w:rPr>
        <w:t>, the dignified cone snail [</w:t>
      </w:r>
      <w:r w:rsidR="006D0004" w:rsidRPr="006D0004">
        <w:rPr>
          <w:rFonts w:ascii="Arial" w:hAnsi="Arial" w:cs="Arial"/>
        </w:rPr>
        <w:t>27</w:t>
      </w:r>
      <w:r w:rsidRPr="006D0004">
        <w:rPr>
          <w:rFonts w:ascii="Arial" w:hAnsi="Arial" w:cs="Arial"/>
        </w:rPr>
        <w:t xml:space="preserve">, </w:t>
      </w:r>
      <w:r w:rsidR="006D0004" w:rsidRPr="006D0004">
        <w:rPr>
          <w:rFonts w:ascii="Arial" w:hAnsi="Arial" w:cs="Arial"/>
        </w:rPr>
        <w:t>28</w:t>
      </w:r>
      <w:r w:rsidRPr="006D0004">
        <w:rPr>
          <w:rFonts w:ascii="Arial" w:hAnsi="Arial" w:cs="Arial"/>
        </w:rPr>
        <w:t xml:space="preserve">]. Distributions show excellent overlap in the western Pacific, though IUCN range extends well beyond the bounds of the </w:t>
      </w:r>
      <w:proofErr w:type="spellStart"/>
      <w:r w:rsidRPr="006D0004">
        <w:rPr>
          <w:rFonts w:ascii="Arial" w:hAnsi="Arial" w:cs="Arial"/>
        </w:rPr>
        <w:t>AquaMaps</w:t>
      </w:r>
      <w:proofErr w:type="spellEnd"/>
      <w:r w:rsidRPr="006D0004">
        <w:rPr>
          <w:rFonts w:ascii="Arial" w:hAnsi="Arial" w:cs="Arial"/>
        </w:rPr>
        <w:t xml:space="preserve"> range. (B) Well-aligned: </w:t>
      </w:r>
      <w:proofErr w:type="spellStart"/>
      <w:r w:rsidRPr="006D0004">
        <w:rPr>
          <w:rFonts w:ascii="Arial" w:hAnsi="Arial" w:cs="Arial"/>
        </w:rPr>
        <w:t>Kajikia</w:t>
      </w:r>
      <w:proofErr w:type="spellEnd"/>
      <w:r w:rsidRPr="006D0004">
        <w:rPr>
          <w:rFonts w:ascii="Arial" w:hAnsi="Arial" w:cs="Arial"/>
        </w:rPr>
        <w:t xml:space="preserve"> </w:t>
      </w:r>
      <w:proofErr w:type="spellStart"/>
      <w:r w:rsidRPr="006D0004">
        <w:rPr>
          <w:rFonts w:ascii="Arial" w:hAnsi="Arial" w:cs="Arial"/>
        </w:rPr>
        <w:t>albida</w:t>
      </w:r>
      <w:proofErr w:type="spellEnd"/>
      <w:r w:rsidRPr="006D0004">
        <w:rPr>
          <w:rFonts w:ascii="Arial" w:hAnsi="Arial" w:cs="Arial"/>
        </w:rPr>
        <w:t>, the Atlantic white marlin [</w:t>
      </w:r>
      <w:r w:rsidR="006D0004" w:rsidRPr="006D0004">
        <w:rPr>
          <w:rFonts w:ascii="Arial" w:hAnsi="Arial" w:cs="Arial"/>
        </w:rPr>
        <w:t>29</w:t>
      </w:r>
      <w:r w:rsidRPr="006D0004">
        <w:rPr>
          <w:rFonts w:ascii="Arial" w:hAnsi="Arial" w:cs="Arial"/>
        </w:rPr>
        <w:t xml:space="preserve">, </w:t>
      </w:r>
      <w:r w:rsidR="006D0004" w:rsidRPr="006D0004">
        <w:rPr>
          <w:rFonts w:ascii="Arial" w:hAnsi="Arial" w:cs="Arial"/>
        </w:rPr>
        <w:t>30</w:t>
      </w:r>
      <w:r w:rsidRPr="006D0004">
        <w:rPr>
          <w:rFonts w:ascii="Arial" w:hAnsi="Arial" w:cs="Arial"/>
        </w:rPr>
        <w:t xml:space="preserve">]. Distributions from each data set show nearly complete overlap, and very similar range size. (C) Poorly aligned: </w:t>
      </w:r>
      <w:proofErr w:type="spellStart"/>
      <w:r w:rsidRPr="006D0004">
        <w:rPr>
          <w:rFonts w:ascii="Arial" w:hAnsi="Arial" w:cs="Arial"/>
        </w:rPr>
        <w:t>Acanthurus</w:t>
      </w:r>
      <w:proofErr w:type="spellEnd"/>
      <w:r w:rsidRPr="006D0004">
        <w:rPr>
          <w:rFonts w:ascii="Arial" w:hAnsi="Arial" w:cs="Arial"/>
        </w:rPr>
        <w:t xml:space="preserve"> </w:t>
      </w:r>
      <w:proofErr w:type="spellStart"/>
      <w:r w:rsidRPr="006D0004">
        <w:rPr>
          <w:rFonts w:ascii="Arial" w:hAnsi="Arial" w:cs="Arial"/>
        </w:rPr>
        <w:t>nigroris</w:t>
      </w:r>
      <w:proofErr w:type="spellEnd"/>
      <w:r w:rsidRPr="006D0004">
        <w:rPr>
          <w:rFonts w:ascii="Arial" w:hAnsi="Arial" w:cs="Arial"/>
        </w:rPr>
        <w:t>, the blue-lined surgeonfish [</w:t>
      </w:r>
      <w:r w:rsidR="006D0004" w:rsidRPr="006D0004">
        <w:rPr>
          <w:rFonts w:ascii="Arial" w:hAnsi="Arial" w:cs="Arial"/>
        </w:rPr>
        <w:t>31</w:t>
      </w:r>
      <w:r w:rsidRPr="006D0004">
        <w:rPr>
          <w:rFonts w:ascii="Arial" w:hAnsi="Arial" w:cs="Arial"/>
        </w:rPr>
        <w:t xml:space="preserve">, </w:t>
      </w:r>
      <w:r w:rsidR="006D0004" w:rsidRPr="006D0004">
        <w:rPr>
          <w:rFonts w:ascii="Arial" w:hAnsi="Arial" w:cs="Arial"/>
        </w:rPr>
        <w:t>32</w:t>
      </w:r>
      <w:r w:rsidRPr="006D0004">
        <w:rPr>
          <w:rFonts w:ascii="Arial" w:hAnsi="Arial" w:cs="Arial"/>
        </w:rPr>
        <w:t xml:space="preserve">]. IUCN predicts species distribution only near the Hawaiian islands; </w:t>
      </w:r>
      <w:proofErr w:type="spellStart"/>
      <w:r w:rsidRPr="006D0004">
        <w:rPr>
          <w:rFonts w:ascii="Arial" w:hAnsi="Arial" w:cs="Arial"/>
        </w:rPr>
        <w:t>AquaMaps</w:t>
      </w:r>
      <w:proofErr w:type="spellEnd"/>
      <w:r w:rsidRPr="006D0004">
        <w:rPr>
          <w:rFonts w:ascii="Arial" w:hAnsi="Arial" w:cs="Arial"/>
        </w:rPr>
        <w:t xml:space="preserve"> predicts extensive distribution throughout the central and western Pacific Ocean. The datasets align in neither distribution nor range size. (D) Area-aligned: </w:t>
      </w:r>
      <w:proofErr w:type="spellStart"/>
      <w:r w:rsidRPr="006D0004">
        <w:rPr>
          <w:rFonts w:ascii="Arial" w:hAnsi="Arial" w:cs="Arial"/>
        </w:rPr>
        <w:t>Conus</w:t>
      </w:r>
      <w:proofErr w:type="spellEnd"/>
      <w:r w:rsidRPr="006D0004">
        <w:rPr>
          <w:rFonts w:ascii="Arial" w:hAnsi="Arial" w:cs="Arial"/>
        </w:rPr>
        <w:t xml:space="preserve"> </w:t>
      </w:r>
      <w:proofErr w:type="spellStart"/>
      <w:r w:rsidRPr="006D0004">
        <w:rPr>
          <w:rFonts w:ascii="Arial" w:hAnsi="Arial" w:cs="Arial"/>
        </w:rPr>
        <w:t>magnificus</w:t>
      </w:r>
      <w:proofErr w:type="spellEnd"/>
      <w:r w:rsidRPr="006D0004">
        <w:rPr>
          <w:rFonts w:ascii="Arial" w:hAnsi="Arial" w:cs="Arial"/>
        </w:rPr>
        <w:t>, the magnificent cone snail [</w:t>
      </w:r>
      <w:r w:rsidR="006D0004" w:rsidRPr="006D0004">
        <w:rPr>
          <w:rFonts w:ascii="Arial" w:hAnsi="Arial" w:cs="Arial"/>
        </w:rPr>
        <w:t>33</w:t>
      </w:r>
      <w:r w:rsidRPr="006D0004">
        <w:rPr>
          <w:rFonts w:ascii="Arial" w:hAnsi="Arial" w:cs="Arial"/>
        </w:rPr>
        <w:t xml:space="preserve">, </w:t>
      </w:r>
      <w:r w:rsidR="006D0004" w:rsidRPr="006D0004">
        <w:rPr>
          <w:rFonts w:ascii="Arial" w:hAnsi="Arial" w:cs="Arial"/>
        </w:rPr>
        <w:t>34</w:t>
      </w:r>
      <w:r w:rsidRPr="006D0004">
        <w:rPr>
          <w:rFonts w:ascii="Arial" w:hAnsi="Arial" w:cs="Arial"/>
        </w:rPr>
        <w:t>]. Distributions overlap in the southern Pacific, but align poorly elsewhere. The range sizes are similar.</w:t>
      </w:r>
    </w:p>
    <w:p w14:paraId="17671952" w14:textId="69431F73" w:rsidR="00A1739E" w:rsidRDefault="00A1739E">
      <w:r>
        <w:br w:type="page"/>
      </w:r>
    </w:p>
    <w:p w14:paraId="212E3809" w14:textId="77777777" w:rsidR="003938A5" w:rsidRPr="00A1739E" w:rsidRDefault="003938A5" w:rsidP="003938A5">
      <w:pPr>
        <w:rPr>
          <w:ins w:id="1" w:author="Casey" w:date="2016-12-30T17:32:00Z"/>
          <w:rFonts w:ascii="Arial" w:hAnsi="Arial" w:cs="Arial"/>
          <w:sz w:val="20"/>
          <w:szCs w:val="20"/>
        </w:rPr>
      </w:pPr>
      <w:ins w:id="2" w:author="Casey" w:date="2016-12-30T17:32:00Z">
        <w:r>
          <w:rPr>
            <w:rFonts w:ascii="Arial" w:hAnsi="Arial" w:cs="Arial"/>
            <w:b/>
            <w:noProof/>
            <w:sz w:val="20"/>
            <w:szCs w:val="20"/>
          </w:rPr>
          <w:lastRenderedPageBreak/>
          <w:drawing>
            <wp:inline distT="0" distB="0" distL="0" distR="0" wp14:anchorId="05288126" wp14:editId="7DEF340A">
              <wp:extent cx="5486400" cy="4605655"/>
              <wp:effectExtent l="0" t="0" r="0" b="0"/>
              <wp:docPr id="5" name="Picture 5" descr="Macintosh HD:Users:caseyohara:github:IUCN-AquaMaps:figures:S4_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seyohara:github:IUCN-AquaMaps:figures:S4_fi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605655"/>
                      </a:xfrm>
                      <a:prstGeom prst="rect">
                        <a:avLst/>
                      </a:prstGeom>
                      <a:noFill/>
                      <a:ln>
                        <a:noFill/>
                      </a:ln>
                    </pic:spPr>
                  </pic:pic>
                </a:graphicData>
              </a:graphic>
            </wp:inline>
          </w:drawing>
        </w:r>
        <w:r w:rsidRPr="00A1739E">
          <w:rPr>
            <w:rFonts w:ascii="Arial" w:hAnsi="Arial" w:cs="Arial"/>
            <w:b/>
            <w:sz w:val="20"/>
            <w:szCs w:val="20"/>
          </w:rPr>
          <w:t xml:space="preserve">Fig S4. </w:t>
        </w:r>
        <w:proofErr w:type="gramStart"/>
        <w:r w:rsidRPr="00A1739E">
          <w:rPr>
            <w:rFonts w:ascii="Arial" w:hAnsi="Arial" w:cs="Arial"/>
            <w:b/>
            <w:sz w:val="20"/>
            <w:szCs w:val="20"/>
          </w:rPr>
          <w:t xml:space="preserve">Improvement in alignment due to expert review of </w:t>
        </w:r>
        <w:proofErr w:type="spellStart"/>
        <w:r w:rsidRPr="00A1739E">
          <w:rPr>
            <w:rFonts w:ascii="Arial" w:hAnsi="Arial" w:cs="Arial"/>
            <w:b/>
            <w:sz w:val="20"/>
            <w:szCs w:val="20"/>
          </w:rPr>
          <w:t>AquaMaps</w:t>
        </w:r>
        <w:proofErr w:type="spellEnd"/>
        <w:r w:rsidRPr="00A1739E">
          <w:rPr>
            <w:rFonts w:ascii="Arial" w:hAnsi="Arial" w:cs="Arial"/>
            <w:b/>
            <w:sz w:val="20"/>
            <w:szCs w:val="20"/>
          </w:rPr>
          <w:t>.</w:t>
        </w:r>
        <w:proofErr w:type="gramEnd"/>
        <w:r w:rsidRPr="00A1739E">
          <w:rPr>
            <w:rFonts w:ascii="Arial" w:hAnsi="Arial" w:cs="Arial"/>
            <w:b/>
            <w:sz w:val="20"/>
            <w:szCs w:val="20"/>
          </w:rPr>
          <w:t xml:space="preserve"> </w:t>
        </w:r>
        <w:r w:rsidRPr="00A1739E">
          <w:rPr>
            <w:rFonts w:ascii="Arial" w:hAnsi="Arial" w:cs="Arial"/>
            <w:sz w:val="20"/>
            <w:szCs w:val="20"/>
          </w:rPr>
          <w:t xml:space="preserve">(A) Modification of Fig 2A to highlight species with expert-reviewed </w:t>
        </w:r>
        <w:proofErr w:type="spellStart"/>
        <w:r w:rsidRPr="00A1739E">
          <w:rPr>
            <w:rFonts w:ascii="Arial" w:hAnsi="Arial" w:cs="Arial"/>
            <w:sz w:val="20"/>
            <w:szCs w:val="20"/>
          </w:rPr>
          <w:t>AquaMaps</w:t>
        </w:r>
        <w:proofErr w:type="spellEnd"/>
        <w:r w:rsidRPr="00A1739E">
          <w:rPr>
            <w:rFonts w:ascii="Arial" w:hAnsi="Arial" w:cs="Arial"/>
            <w:sz w:val="20"/>
            <w:szCs w:val="20"/>
          </w:rPr>
          <w:t xml:space="preserve"> shows that the mean distribution alignment and mean area ratio both improve. (B) Including only expert-reviewed species in each quadrant shows increased membership in the well-aligned and distribution-aligned quadrants relative to Fig 2B.</w:t>
        </w:r>
      </w:ins>
    </w:p>
    <w:p w14:paraId="4F1A759D" w14:textId="0663CD7F" w:rsidR="00A1739E" w:rsidRDefault="00A1739E">
      <w:bookmarkStart w:id="3" w:name="_GoBack"/>
      <w:bookmarkEnd w:id="3"/>
      <w:r>
        <w:br w:type="page"/>
      </w:r>
    </w:p>
    <w:p w14:paraId="3DCF2C12" w14:textId="77777777" w:rsidR="00A1739E" w:rsidRPr="00A1739E" w:rsidRDefault="00A1739E" w:rsidP="00A1739E">
      <w:pPr>
        <w:pStyle w:val="BodyText"/>
      </w:pPr>
    </w:p>
    <w:p w14:paraId="5B60A7D4" w14:textId="77777777" w:rsidR="009B72B4" w:rsidRPr="006D0004" w:rsidRDefault="008876BF">
      <w:pPr>
        <w:pStyle w:val="Figure"/>
        <w:rPr>
          <w:rFonts w:ascii="Arial" w:hAnsi="Arial" w:cs="Arial"/>
        </w:rPr>
      </w:pPr>
      <w:r w:rsidRPr="006D0004">
        <w:rPr>
          <w:rFonts w:ascii="Arial" w:hAnsi="Arial" w:cs="Arial"/>
          <w:noProof/>
        </w:rPr>
        <w:drawing>
          <wp:inline distT="0" distB="0" distL="0" distR="0" wp14:anchorId="33A6CD17" wp14:editId="2116BC21">
            <wp:extent cx="5334000" cy="2525568"/>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S4_fig.png"/>
                    <pic:cNvPicPr>
                      <a:picLocks noChangeAspect="1" noChangeArrowheads="1"/>
                    </pic:cNvPicPr>
                  </pic:nvPicPr>
                  <pic:blipFill>
                    <a:blip r:embed="rId12"/>
                    <a:stretch>
                      <a:fillRect/>
                    </a:stretch>
                  </pic:blipFill>
                  <pic:spPr bwMode="auto">
                    <a:xfrm>
                      <a:off x="0" y="0"/>
                      <a:ext cx="5334000" cy="2525568"/>
                    </a:xfrm>
                    <a:prstGeom prst="rect">
                      <a:avLst/>
                    </a:prstGeom>
                    <a:noFill/>
                    <a:ln w="9525">
                      <a:noFill/>
                      <a:headEnd/>
                      <a:tailEnd/>
                    </a:ln>
                  </pic:spPr>
                </pic:pic>
              </a:graphicData>
            </a:graphic>
          </wp:inline>
        </w:drawing>
      </w:r>
    </w:p>
    <w:p w14:paraId="26136222" w14:textId="69164BCE" w:rsidR="009B72B4" w:rsidRPr="006D0004" w:rsidRDefault="008876BF">
      <w:pPr>
        <w:pStyle w:val="BlockText"/>
        <w:rPr>
          <w:rFonts w:ascii="Arial" w:hAnsi="Arial" w:cs="Arial"/>
        </w:rPr>
      </w:pPr>
      <w:r w:rsidRPr="006D0004">
        <w:rPr>
          <w:rFonts w:ascii="Arial" w:hAnsi="Arial" w:cs="Arial"/>
          <w:b/>
        </w:rPr>
        <w:t>Fig S</w:t>
      </w:r>
      <w:r w:rsidR="00A1739E">
        <w:rPr>
          <w:rFonts w:ascii="Arial" w:hAnsi="Arial" w:cs="Arial"/>
          <w:b/>
        </w:rPr>
        <w:t>5</w:t>
      </w:r>
      <w:r w:rsidRPr="006D0004">
        <w:rPr>
          <w:rFonts w:ascii="Arial" w:hAnsi="Arial" w:cs="Arial"/>
          <w:b/>
        </w:rPr>
        <w:t>. Shift in alignment of paired-map coral species due to clipping IUCN ranges to areas shallower than 200 m.</w:t>
      </w:r>
      <w:r w:rsidRPr="006D0004">
        <w:rPr>
          <w:rFonts w:ascii="Arial" w:hAnsi="Arial" w:cs="Arial"/>
        </w:rPr>
        <w:t xml:space="preserve"> The grey lines represent the change in apparent alignment for a single species. Most coral species shift rightward from the upper left quadrant to the upper right, with little if any loss in distribution alignment, since in general, only unsuitable habitat has been removed. Leftward shifts can be seen in species whose larger original range is represented in </w:t>
      </w:r>
      <w:proofErr w:type="spellStart"/>
      <w:r w:rsidRPr="006D0004">
        <w:rPr>
          <w:rFonts w:ascii="Arial" w:hAnsi="Arial" w:cs="Arial"/>
        </w:rPr>
        <w:t>AquaMaps</w:t>
      </w:r>
      <w:proofErr w:type="spellEnd"/>
      <w:r w:rsidRPr="006D0004">
        <w:rPr>
          <w:rFonts w:ascii="Arial" w:hAnsi="Arial" w:cs="Arial"/>
        </w:rPr>
        <w:t>; by trimming IUCN ranges, the area ratio becomes smaller.</w:t>
      </w:r>
    </w:p>
    <w:p w14:paraId="50A87E54" w14:textId="77777777" w:rsidR="006D0004" w:rsidRDefault="006D0004">
      <w:pPr>
        <w:rPr>
          <w:rFonts w:asciiTheme="majorHAnsi" w:eastAsiaTheme="majorEastAsia" w:hAnsiTheme="majorHAnsi" w:cstheme="majorBidi"/>
          <w:b/>
          <w:bCs/>
          <w:color w:val="4F81BD" w:themeColor="accent1"/>
          <w:sz w:val="32"/>
          <w:szCs w:val="32"/>
        </w:rPr>
      </w:pPr>
      <w:bookmarkStart w:id="4" w:name="references-for-supplemental-figures"/>
      <w:bookmarkEnd w:id="4"/>
      <w:r>
        <w:br w:type="page"/>
      </w:r>
    </w:p>
    <w:p w14:paraId="6B033D65" w14:textId="77777777" w:rsidR="009B72B4" w:rsidRDefault="008876BF">
      <w:pPr>
        <w:pStyle w:val="Heading2"/>
      </w:pPr>
      <w:r>
        <w:lastRenderedPageBreak/>
        <w:t>References for supplemental figures</w:t>
      </w:r>
    </w:p>
    <w:p w14:paraId="76574692" w14:textId="77777777" w:rsidR="009B72B4" w:rsidRPr="006D0004" w:rsidRDefault="008876BF">
      <w:pPr>
        <w:numPr>
          <w:ilvl w:val="0"/>
          <w:numId w:val="3"/>
        </w:numPr>
        <w:rPr>
          <w:rFonts w:ascii="Times New Roman" w:hAnsi="Times New Roman" w:cs="Times New Roman"/>
        </w:rPr>
      </w:pPr>
      <w:proofErr w:type="gramStart"/>
      <w:r w:rsidRPr="006D0004">
        <w:rPr>
          <w:rFonts w:ascii="Times New Roman" w:hAnsi="Times New Roman" w:cs="Times New Roman"/>
        </w:rPr>
        <w:t>www.aquamaps.org</w:t>
      </w:r>
      <w:proofErr w:type="gramEnd"/>
      <w:r w:rsidRPr="006D0004">
        <w:rPr>
          <w:rFonts w:ascii="Times New Roman" w:hAnsi="Times New Roman" w:cs="Times New Roman"/>
        </w:rPr>
        <w:t xml:space="preserve">, version of Aug. 2013. Reviewed distribution maps for </w:t>
      </w:r>
      <w:proofErr w:type="spellStart"/>
      <w:r w:rsidRPr="006D0004">
        <w:rPr>
          <w:rFonts w:ascii="Times New Roman" w:hAnsi="Times New Roman" w:cs="Times New Roman"/>
        </w:rPr>
        <w:t>Thunnus</w:t>
      </w:r>
      <w:proofErr w:type="spellEnd"/>
      <w:r w:rsidRPr="006D0004">
        <w:rPr>
          <w:rFonts w:ascii="Times New Roman" w:hAnsi="Times New Roman" w:cs="Times New Roman"/>
        </w:rPr>
        <w:t xml:space="preserve"> </w:t>
      </w:r>
      <w:proofErr w:type="spellStart"/>
      <w:r w:rsidRPr="006D0004">
        <w:rPr>
          <w:rFonts w:ascii="Times New Roman" w:hAnsi="Times New Roman" w:cs="Times New Roman"/>
        </w:rPr>
        <w:t>alalunga</w:t>
      </w:r>
      <w:proofErr w:type="spellEnd"/>
      <w:r w:rsidRPr="006D0004">
        <w:rPr>
          <w:rFonts w:ascii="Times New Roman" w:hAnsi="Times New Roman" w:cs="Times New Roman"/>
        </w:rPr>
        <w:t xml:space="preserve"> (Albacore), with </w:t>
      </w:r>
      <w:proofErr w:type="spellStart"/>
      <w:r w:rsidRPr="006D0004">
        <w:rPr>
          <w:rFonts w:ascii="Times New Roman" w:hAnsi="Times New Roman" w:cs="Times New Roman"/>
        </w:rPr>
        <w:t>modelled</w:t>
      </w:r>
      <w:proofErr w:type="spellEnd"/>
      <w:r w:rsidRPr="006D0004">
        <w:rPr>
          <w:rFonts w:ascii="Times New Roman" w:hAnsi="Times New Roman" w:cs="Times New Roman"/>
        </w:rPr>
        <w:t xml:space="preserve"> year 2100 native range map based on IPCC A2 emissions scenario. Web. Accessed 11 Sep. 2016.</w:t>
      </w:r>
    </w:p>
    <w:p w14:paraId="0D3B4B0C" w14:textId="77777777" w:rsidR="009B72B4" w:rsidRPr="006D0004" w:rsidRDefault="008876BF">
      <w:pPr>
        <w:numPr>
          <w:ilvl w:val="0"/>
          <w:numId w:val="3"/>
        </w:numPr>
        <w:rPr>
          <w:rFonts w:ascii="Times New Roman" w:hAnsi="Times New Roman" w:cs="Times New Roman"/>
        </w:rPr>
      </w:pPr>
      <w:r w:rsidRPr="006D0004">
        <w:rPr>
          <w:rFonts w:ascii="Times New Roman" w:hAnsi="Times New Roman" w:cs="Times New Roman"/>
        </w:rPr>
        <w:t xml:space="preserve">International Union for Conservation of Nature (IUCN) 2011. </w:t>
      </w:r>
      <w:proofErr w:type="spellStart"/>
      <w:r w:rsidRPr="006D0004">
        <w:rPr>
          <w:rFonts w:ascii="Times New Roman" w:hAnsi="Times New Roman" w:cs="Times New Roman"/>
        </w:rPr>
        <w:t>Thunnus</w:t>
      </w:r>
      <w:proofErr w:type="spellEnd"/>
      <w:r w:rsidRPr="006D0004">
        <w:rPr>
          <w:rFonts w:ascii="Times New Roman" w:hAnsi="Times New Roman" w:cs="Times New Roman"/>
        </w:rPr>
        <w:t xml:space="preserve"> </w:t>
      </w:r>
      <w:proofErr w:type="spellStart"/>
      <w:r w:rsidRPr="006D0004">
        <w:rPr>
          <w:rFonts w:ascii="Times New Roman" w:hAnsi="Times New Roman" w:cs="Times New Roman"/>
        </w:rPr>
        <w:t>alalunga</w:t>
      </w:r>
      <w:proofErr w:type="spellEnd"/>
      <w:r w:rsidRPr="006D0004">
        <w:rPr>
          <w:rFonts w:ascii="Times New Roman" w:hAnsi="Times New Roman" w:cs="Times New Roman"/>
        </w:rPr>
        <w:t>. The IUCN Red List of Threatened Species. Version 2016-2</w:t>
      </w:r>
    </w:p>
    <w:p w14:paraId="36BAD683" w14:textId="77777777" w:rsidR="009B72B4" w:rsidRPr="006D0004" w:rsidRDefault="008876BF">
      <w:pPr>
        <w:numPr>
          <w:ilvl w:val="0"/>
          <w:numId w:val="3"/>
        </w:numPr>
        <w:rPr>
          <w:rFonts w:ascii="Times New Roman" w:hAnsi="Times New Roman" w:cs="Times New Roman"/>
        </w:rPr>
      </w:pPr>
      <w:proofErr w:type="gramStart"/>
      <w:r w:rsidRPr="006D0004">
        <w:rPr>
          <w:rFonts w:ascii="Times New Roman" w:hAnsi="Times New Roman" w:cs="Times New Roman"/>
        </w:rPr>
        <w:t>www.aquamaps.org</w:t>
      </w:r>
      <w:proofErr w:type="gramEnd"/>
      <w:r w:rsidRPr="006D0004">
        <w:rPr>
          <w:rFonts w:ascii="Times New Roman" w:hAnsi="Times New Roman" w:cs="Times New Roman"/>
        </w:rPr>
        <w:t xml:space="preserve">, version of Aug. 2013. Computer generated distribution maps for </w:t>
      </w:r>
      <w:proofErr w:type="spellStart"/>
      <w:r w:rsidRPr="006D0004">
        <w:rPr>
          <w:rFonts w:ascii="Times New Roman" w:hAnsi="Times New Roman" w:cs="Times New Roman"/>
        </w:rPr>
        <w:t>Conus</w:t>
      </w:r>
      <w:proofErr w:type="spellEnd"/>
      <w:r w:rsidRPr="006D0004">
        <w:rPr>
          <w:rFonts w:ascii="Times New Roman" w:hAnsi="Times New Roman" w:cs="Times New Roman"/>
        </w:rPr>
        <w:t xml:space="preserve"> </w:t>
      </w:r>
      <w:proofErr w:type="spellStart"/>
      <w:r w:rsidRPr="006D0004">
        <w:rPr>
          <w:rFonts w:ascii="Times New Roman" w:hAnsi="Times New Roman" w:cs="Times New Roman"/>
        </w:rPr>
        <w:t>episcopatus</w:t>
      </w:r>
      <w:proofErr w:type="spellEnd"/>
      <w:r w:rsidRPr="006D0004">
        <w:rPr>
          <w:rFonts w:ascii="Times New Roman" w:hAnsi="Times New Roman" w:cs="Times New Roman"/>
        </w:rPr>
        <w:t xml:space="preserve">, with </w:t>
      </w:r>
      <w:proofErr w:type="spellStart"/>
      <w:r w:rsidRPr="006D0004">
        <w:rPr>
          <w:rFonts w:ascii="Times New Roman" w:hAnsi="Times New Roman" w:cs="Times New Roman"/>
        </w:rPr>
        <w:t>modelled</w:t>
      </w:r>
      <w:proofErr w:type="spellEnd"/>
      <w:r w:rsidRPr="006D0004">
        <w:rPr>
          <w:rFonts w:ascii="Times New Roman" w:hAnsi="Times New Roman" w:cs="Times New Roman"/>
        </w:rPr>
        <w:t xml:space="preserve"> year 2100 native range map based on IPCC A2 emissions scenario. Web. Accessed 11 Sep. 2016.</w:t>
      </w:r>
    </w:p>
    <w:p w14:paraId="38C4408C" w14:textId="77777777" w:rsidR="009B72B4" w:rsidRPr="006D0004" w:rsidRDefault="008876BF">
      <w:pPr>
        <w:numPr>
          <w:ilvl w:val="0"/>
          <w:numId w:val="3"/>
        </w:numPr>
        <w:rPr>
          <w:rFonts w:ascii="Times New Roman" w:hAnsi="Times New Roman" w:cs="Times New Roman"/>
        </w:rPr>
      </w:pPr>
      <w:r w:rsidRPr="006D0004">
        <w:rPr>
          <w:rFonts w:ascii="Times New Roman" w:hAnsi="Times New Roman" w:cs="Times New Roman"/>
        </w:rPr>
        <w:t xml:space="preserve">Conch Books, </w:t>
      </w:r>
      <w:proofErr w:type="spellStart"/>
      <w:r w:rsidRPr="006D0004">
        <w:rPr>
          <w:rFonts w:ascii="Times New Roman" w:hAnsi="Times New Roman" w:cs="Times New Roman"/>
        </w:rPr>
        <w:t>Hackenheim</w:t>
      </w:r>
      <w:proofErr w:type="spellEnd"/>
      <w:r w:rsidRPr="006D0004">
        <w:rPr>
          <w:rFonts w:ascii="Times New Roman" w:hAnsi="Times New Roman" w:cs="Times New Roman"/>
        </w:rPr>
        <w:t xml:space="preserve">, Germany 2013. </w:t>
      </w:r>
      <w:proofErr w:type="spellStart"/>
      <w:r w:rsidRPr="006D0004">
        <w:rPr>
          <w:rFonts w:ascii="Times New Roman" w:hAnsi="Times New Roman" w:cs="Times New Roman"/>
        </w:rPr>
        <w:t>Conus</w:t>
      </w:r>
      <w:proofErr w:type="spellEnd"/>
      <w:r w:rsidRPr="006D0004">
        <w:rPr>
          <w:rFonts w:ascii="Times New Roman" w:hAnsi="Times New Roman" w:cs="Times New Roman"/>
        </w:rPr>
        <w:t xml:space="preserve"> </w:t>
      </w:r>
      <w:proofErr w:type="spellStart"/>
      <w:r w:rsidRPr="006D0004">
        <w:rPr>
          <w:rFonts w:ascii="Times New Roman" w:hAnsi="Times New Roman" w:cs="Times New Roman"/>
        </w:rPr>
        <w:t>episcopatus</w:t>
      </w:r>
      <w:proofErr w:type="spellEnd"/>
      <w:r w:rsidRPr="006D0004">
        <w:rPr>
          <w:rFonts w:ascii="Times New Roman" w:hAnsi="Times New Roman" w:cs="Times New Roman"/>
        </w:rPr>
        <w:t>. The IUCN Red List of Threatened Species. Version 2016-2.</w:t>
      </w:r>
    </w:p>
    <w:p w14:paraId="5BED1658" w14:textId="77777777" w:rsidR="009B72B4" w:rsidRPr="006D0004" w:rsidRDefault="008876BF">
      <w:pPr>
        <w:numPr>
          <w:ilvl w:val="0"/>
          <w:numId w:val="3"/>
        </w:numPr>
        <w:rPr>
          <w:rFonts w:ascii="Times New Roman" w:hAnsi="Times New Roman" w:cs="Times New Roman"/>
        </w:rPr>
      </w:pPr>
      <w:proofErr w:type="gramStart"/>
      <w:r w:rsidRPr="006D0004">
        <w:rPr>
          <w:rFonts w:ascii="Times New Roman" w:hAnsi="Times New Roman" w:cs="Times New Roman"/>
        </w:rPr>
        <w:t>www.aquamaps.org</w:t>
      </w:r>
      <w:proofErr w:type="gramEnd"/>
      <w:r w:rsidRPr="006D0004">
        <w:rPr>
          <w:rFonts w:ascii="Times New Roman" w:hAnsi="Times New Roman" w:cs="Times New Roman"/>
        </w:rPr>
        <w:t xml:space="preserve">, version of Aug. 2013. Computer generated distribution maps for </w:t>
      </w:r>
      <w:proofErr w:type="spellStart"/>
      <w:r w:rsidRPr="006D0004">
        <w:rPr>
          <w:rFonts w:ascii="Times New Roman" w:hAnsi="Times New Roman" w:cs="Times New Roman"/>
        </w:rPr>
        <w:t>Kajikia</w:t>
      </w:r>
      <w:proofErr w:type="spellEnd"/>
      <w:r w:rsidRPr="006D0004">
        <w:rPr>
          <w:rFonts w:ascii="Times New Roman" w:hAnsi="Times New Roman" w:cs="Times New Roman"/>
        </w:rPr>
        <w:t xml:space="preserve"> </w:t>
      </w:r>
      <w:proofErr w:type="spellStart"/>
      <w:r w:rsidRPr="006D0004">
        <w:rPr>
          <w:rFonts w:ascii="Times New Roman" w:hAnsi="Times New Roman" w:cs="Times New Roman"/>
        </w:rPr>
        <w:t>albida</w:t>
      </w:r>
      <w:proofErr w:type="spellEnd"/>
      <w:r w:rsidRPr="006D0004">
        <w:rPr>
          <w:rFonts w:ascii="Times New Roman" w:hAnsi="Times New Roman" w:cs="Times New Roman"/>
        </w:rPr>
        <w:t xml:space="preserve"> (Atlantic white marlin), with </w:t>
      </w:r>
      <w:proofErr w:type="spellStart"/>
      <w:r w:rsidRPr="006D0004">
        <w:rPr>
          <w:rFonts w:ascii="Times New Roman" w:hAnsi="Times New Roman" w:cs="Times New Roman"/>
        </w:rPr>
        <w:t>modelled</w:t>
      </w:r>
      <w:proofErr w:type="spellEnd"/>
      <w:r w:rsidRPr="006D0004">
        <w:rPr>
          <w:rFonts w:ascii="Times New Roman" w:hAnsi="Times New Roman" w:cs="Times New Roman"/>
        </w:rPr>
        <w:t xml:space="preserve"> year 2100 native range map based on IPCC A2 emissions scenario. Web. Accessed 11 Sep. 2016.</w:t>
      </w:r>
    </w:p>
    <w:p w14:paraId="317F25DB" w14:textId="77777777" w:rsidR="009B72B4" w:rsidRPr="006D0004" w:rsidRDefault="008876BF">
      <w:pPr>
        <w:numPr>
          <w:ilvl w:val="0"/>
          <w:numId w:val="3"/>
        </w:numPr>
        <w:rPr>
          <w:rFonts w:ascii="Times New Roman" w:hAnsi="Times New Roman" w:cs="Times New Roman"/>
        </w:rPr>
      </w:pPr>
      <w:r w:rsidRPr="006D0004">
        <w:rPr>
          <w:rFonts w:ascii="Times New Roman" w:hAnsi="Times New Roman" w:cs="Times New Roman"/>
        </w:rPr>
        <w:t xml:space="preserve">International Union for Conservation of Nature (IUCN) 2011. </w:t>
      </w:r>
      <w:proofErr w:type="spellStart"/>
      <w:r w:rsidRPr="006D0004">
        <w:rPr>
          <w:rFonts w:ascii="Times New Roman" w:hAnsi="Times New Roman" w:cs="Times New Roman"/>
        </w:rPr>
        <w:t>Kajikia</w:t>
      </w:r>
      <w:proofErr w:type="spellEnd"/>
      <w:r w:rsidRPr="006D0004">
        <w:rPr>
          <w:rFonts w:ascii="Times New Roman" w:hAnsi="Times New Roman" w:cs="Times New Roman"/>
        </w:rPr>
        <w:t xml:space="preserve"> </w:t>
      </w:r>
      <w:proofErr w:type="spellStart"/>
      <w:r w:rsidRPr="006D0004">
        <w:rPr>
          <w:rFonts w:ascii="Times New Roman" w:hAnsi="Times New Roman" w:cs="Times New Roman"/>
        </w:rPr>
        <w:t>albida</w:t>
      </w:r>
      <w:proofErr w:type="spellEnd"/>
      <w:r w:rsidRPr="006D0004">
        <w:rPr>
          <w:rFonts w:ascii="Times New Roman" w:hAnsi="Times New Roman" w:cs="Times New Roman"/>
        </w:rPr>
        <w:t>. The IUCN Red List of Threatened Species. Version 2016-2.</w:t>
      </w:r>
    </w:p>
    <w:p w14:paraId="75DC0E02" w14:textId="77777777" w:rsidR="009B72B4" w:rsidRPr="006D0004" w:rsidRDefault="008876BF">
      <w:pPr>
        <w:numPr>
          <w:ilvl w:val="0"/>
          <w:numId w:val="3"/>
        </w:numPr>
        <w:rPr>
          <w:rFonts w:ascii="Times New Roman" w:hAnsi="Times New Roman" w:cs="Times New Roman"/>
        </w:rPr>
      </w:pPr>
      <w:proofErr w:type="gramStart"/>
      <w:r w:rsidRPr="006D0004">
        <w:rPr>
          <w:rFonts w:ascii="Times New Roman" w:hAnsi="Times New Roman" w:cs="Times New Roman"/>
        </w:rPr>
        <w:t>www.aquamaps.org</w:t>
      </w:r>
      <w:proofErr w:type="gramEnd"/>
      <w:r w:rsidRPr="006D0004">
        <w:rPr>
          <w:rFonts w:ascii="Times New Roman" w:hAnsi="Times New Roman" w:cs="Times New Roman"/>
        </w:rPr>
        <w:t xml:space="preserve">, version of Aug. 2013. Reviewed distribution maps for </w:t>
      </w:r>
      <w:proofErr w:type="spellStart"/>
      <w:r w:rsidRPr="006D0004">
        <w:rPr>
          <w:rFonts w:ascii="Times New Roman" w:hAnsi="Times New Roman" w:cs="Times New Roman"/>
        </w:rPr>
        <w:t>Acanthurus</w:t>
      </w:r>
      <w:proofErr w:type="spellEnd"/>
      <w:r w:rsidRPr="006D0004">
        <w:rPr>
          <w:rFonts w:ascii="Times New Roman" w:hAnsi="Times New Roman" w:cs="Times New Roman"/>
        </w:rPr>
        <w:t xml:space="preserve"> </w:t>
      </w:r>
      <w:proofErr w:type="spellStart"/>
      <w:r w:rsidRPr="006D0004">
        <w:rPr>
          <w:rFonts w:ascii="Times New Roman" w:hAnsi="Times New Roman" w:cs="Times New Roman"/>
        </w:rPr>
        <w:t>nigroris</w:t>
      </w:r>
      <w:proofErr w:type="spellEnd"/>
      <w:r w:rsidRPr="006D0004">
        <w:rPr>
          <w:rFonts w:ascii="Times New Roman" w:hAnsi="Times New Roman" w:cs="Times New Roman"/>
        </w:rPr>
        <w:t xml:space="preserve"> (</w:t>
      </w:r>
      <w:proofErr w:type="spellStart"/>
      <w:r w:rsidRPr="006D0004">
        <w:rPr>
          <w:rFonts w:ascii="Times New Roman" w:hAnsi="Times New Roman" w:cs="Times New Roman"/>
        </w:rPr>
        <w:t>Bluelined</w:t>
      </w:r>
      <w:proofErr w:type="spellEnd"/>
      <w:r w:rsidRPr="006D0004">
        <w:rPr>
          <w:rFonts w:ascii="Times New Roman" w:hAnsi="Times New Roman" w:cs="Times New Roman"/>
        </w:rPr>
        <w:t xml:space="preserve"> surgeonfish), with </w:t>
      </w:r>
      <w:proofErr w:type="spellStart"/>
      <w:r w:rsidRPr="006D0004">
        <w:rPr>
          <w:rFonts w:ascii="Times New Roman" w:hAnsi="Times New Roman" w:cs="Times New Roman"/>
        </w:rPr>
        <w:t>modelled</w:t>
      </w:r>
      <w:proofErr w:type="spellEnd"/>
      <w:r w:rsidRPr="006D0004">
        <w:rPr>
          <w:rFonts w:ascii="Times New Roman" w:hAnsi="Times New Roman" w:cs="Times New Roman"/>
        </w:rPr>
        <w:t xml:space="preserve"> year 2100 native range map based on IPCC A2 emissions scenario. Web. Accessed 11 Sep. 2016.</w:t>
      </w:r>
    </w:p>
    <w:p w14:paraId="16125F8F" w14:textId="77777777" w:rsidR="009B72B4" w:rsidRPr="006D0004" w:rsidRDefault="008876BF">
      <w:pPr>
        <w:numPr>
          <w:ilvl w:val="0"/>
          <w:numId w:val="3"/>
        </w:numPr>
        <w:rPr>
          <w:rFonts w:ascii="Times New Roman" w:hAnsi="Times New Roman" w:cs="Times New Roman"/>
        </w:rPr>
      </w:pPr>
      <w:r w:rsidRPr="006D0004">
        <w:rPr>
          <w:rFonts w:ascii="Times New Roman" w:hAnsi="Times New Roman" w:cs="Times New Roman"/>
        </w:rPr>
        <w:t xml:space="preserve">International Union for Conservation of Nature (IUCN) 2012. </w:t>
      </w:r>
      <w:proofErr w:type="spellStart"/>
      <w:r w:rsidRPr="006D0004">
        <w:rPr>
          <w:rFonts w:ascii="Times New Roman" w:hAnsi="Times New Roman" w:cs="Times New Roman"/>
        </w:rPr>
        <w:t>Acanthurus</w:t>
      </w:r>
      <w:proofErr w:type="spellEnd"/>
      <w:r w:rsidRPr="006D0004">
        <w:rPr>
          <w:rFonts w:ascii="Times New Roman" w:hAnsi="Times New Roman" w:cs="Times New Roman"/>
        </w:rPr>
        <w:t xml:space="preserve"> </w:t>
      </w:r>
      <w:proofErr w:type="spellStart"/>
      <w:r w:rsidRPr="006D0004">
        <w:rPr>
          <w:rFonts w:ascii="Times New Roman" w:hAnsi="Times New Roman" w:cs="Times New Roman"/>
        </w:rPr>
        <w:t>nigroris</w:t>
      </w:r>
      <w:proofErr w:type="spellEnd"/>
      <w:r w:rsidRPr="006D0004">
        <w:rPr>
          <w:rFonts w:ascii="Times New Roman" w:hAnsi="Times New Roman" w:cs="Times New Roman"/>
        </w:rPr>
        <w:t>. The IUCN Red List of Threatened Species. Version 2016-2.</w:t>
      </w:r>
    </w:p>
    <w:p w14:paraId="59E8BC1A" w14:textId="77777777" w:rsidR="009B72B4" w:rsidRPr="006D0004" w:rsidRDefault="008876BF">
      <w:pPr>
        <w:numPr>
          <w:ilvl w:val="0"/>
          <w:numId w:val="3"/>
        </w:numPr>
        <w:rPr>
          <w:rFonts w:ascii="Times New Roman" w:hAnsi="Times New Roman" w:cs="Times New Roman"/>
        </w:rPr>
      </w:pPr>
      <w:proofErr w:type="gramStart"/>
      <w:r w:rsidRPr="006D0004">
        <w:rPr>
          <w:rFonts w:ascii="Times New Roman" w:hAnsi="Times New Roman" w:cs="Times New Roman"/>
        </w:rPr>
        <w:t>www.aquamaps.org</w:t>
      </w:r>
      <w:proofErr w:type="gramEnd"/>
      <w:r w:rsidRPr="006D0004">
        <w:rPr>
          <w:rFonts w:ascii="Times New Roman" w:hAnsi="Times New Roman" w:cs="Times New Roman"/>
        </w:rPr>
        <w:t xml:space="preserve">, version of Aug. 2013. Computer generated distribution maps for </w:t>
      </w:r>
      <w:proofErr w:type="spellStart"/>
      <w:r w:rsidRPr="006D0004">
        <w:rPr>
          <w:rFonts w:ascii="Times New Roman" w:hAnsi="Times New Roman" w:cs="Times New Roman"/>
        </w:rPr>
        <w:t>Conus</w:t>
      </w:r>
      <w:proofErr w:type="spellEnd"/>
      <w:r w:rsidRPr="006D0004">
        <w:rPr>
          <w:rFonts w:ascii="Times New Roman" w:hAnsi="Times New Roman" w:cs="Times New Roman"/>
        </w:rPr>
        <w:t xml:space="preserve"> </w:t>
      </w:r>
      <w:proofErr w:type="spellStart"/>
      <w:r w:rsidRPr="006D0004">
        <w:rPr>
          <w:rFonts w:ascii="Times New Roman" w:hAnsi="Times New Roman" w:cs="Times New Roman"/>
        </w:rPr>
        <w:t>magnificus</w:t>
      </w:r>
      <w:proofErr w:type="spellEnd"/>
      <w:r w:rsidRPr="006D0004">
        <w:rPr>
          <w:rFonts w:ascii="Times New Roman" w:hAnsi="Times New Roman" w:cs="Times New Roman"/>
        </w:rPr>
        <w:t xml:space="preserve">, with </w:t>
      </w:r>
      <w:proofErr w:type="spellStart"/>
      <w:r w:rsidRPr="006D0004">
        <w:rPr>
          <w:rFonts w:ascii="Times New Roman" w:hAnsi="Times New Roman" w:cs="Times New Roman"/>
        </w:rPr>
        <w:t>modelled</w:t>
      </w:r>
      <w:proofErr w:type="spellEnd"/>
      <w:r w:rsidRPr="006D0004">
        <w:rPr>
          <w:rFonts w:ascii="Times New Roman" w:hAnsi="Times New Roman" w:cs="Times New Roman"/>
        </w:rPr>
        <w:t xml:space="preserve"> year 2100 native range map based on IPCC A2 emissions scenario. Web. Accessed 11 Sep. 2016.</w:t>
      </w:r>
    </w:p>
    <w:p w14:paraId="50851267" w14:textId="77777777" w:rsidR="009B72B4" w:rsidRPr="006D0004" w:rsidRDefault="008876BF">
      <w:pPr>
        <w:numPr>
          <w:ilvl w:val="0"/>
          <w:numId w:val="3"/>
        </w:numPr>
        <w:rPr>
          <w:rFonts w:ascii="Times New Roman" w:hAnsi="Times New Roman" w:cs="Times New Roman"/>
        </w:rPr>
      </w:pPr>
      <w:r w:rsidRPr="006D0004">
        <w:rPr>
          <w:rFonts w:ascii="Times New Roman" w:hAnsi="Times New Roman" w:cs="Times New Roman"/>
        </w:rPr>
        <w:t xml:space="preserve">Conch Books, </w:t>
      </w:r>
      <w:proofErr w:type="spellStart"/>
      <w:r w:rsidRPr="006D0004">
        <w:rPr>
          <w:rFonts w:ascii="Times New Roman" w:hAnsi="Times New Roman" w:cs="Times New Roman"/>
        </w:rPr>
        <w:t>Hackenheim</w:t>
      </w:r>
      <w:proofErr w:type="spellEnd"/>
      <w:r w:rsidRPr="006D0004">
        <w:rPr>
          <w:rFonts w:ascii="Times New Roman" w:hAnsi="Times New Roman" w:cs="Times New Roman"/>
        </w:rPr>
        <w:t xml:space="preserve">, Germany 2013. </w:t>
      </w:r>
      <w:proofErr w:type="spellStart"/>
      <w:r w:rsidRPr="006D0004">
        <w:rPr>
          <w:rFonts w:ascii="Times New Roman" w:hAnsi="Times New Roman" w:cs="Times New Roman"/>
        </w:rPr>
        <w:t>Conus</w:t>
      </w:r>
      <w:proofErr w:type="spellEnd"/>
      <w:r w:rsidRPr="006D0004">
        <w:rPr>
          <w:rFonts w:ascii="Times New Roman" w:hAnsi="Times New Roman" w:cs="Times New Roman"/>
        </w:rPr>
        <w:t xml:space="preserve"> </w:t>
      </w:r>
      <w:proofErr w:type="spellStart"/>
      <w:r w:rsidRPr="006D0004">
        <w:rPr>
          <w:rFonts w:ascii="Times New Roman" w:hAnsi="Times New Roman" w:cs="Times New Roman"/>
        </w:rPr>
        <w:t>magnificus</w:t>
      </w:r>
      <w:proofErr w:type="spellEnd"/>
      <w:r w:rsidRPr="006D0004">
        <w:rPr>
          <w:rFonts w:ascii="Times New Roman" w:hAnsi="Times New Roman" w:cs="Times New Roman"/>
        </w:rPr>
        <w:t>. The IUCN Red List of Threatened Species. Version 2016-2.</w:t>
      </w:r>
    </w:p>
    <w:sectPr w:rsidR="009B72B4" w:rsidRPr="006D0004">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0F83C9" w14:textId="77777777" w:rsidR="005B7D47" w:rsidRDefault="008876BF">
      <w:pPr>
        <w:spacing w:after="0"/>
      </w:pPr>
      <w:r>
        <w:separator/>
      </w:r>
    </w:p>
  </w:endnote>
  <w:endnote w:type="continuationSeparator" w:id="0">
    <w:p w14:paraId="317C33BF" w14:textId="77777777" w:rsidR="005B7D47" w:rsidRDefault="008876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3C107D" w14:textId="77777777" w:rsidR="009B72B4" w:rsidRDefault="008876BF">
      <w:r>
        <w:separator/>
      </w:r>
    </w:p>
  </w:footnote>
  <w:footnote w:type="continuationSeparator" w:id="0">
    <w:p w14:paraId="16D23D0C" w14:textId="77777777" w:rsidR="009B72B4" w:rsidRDefault="008876B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769BF75"/>
    <w:multiLevelType w:val="multilevel"/>
    <w:tmpl w:val="08AC188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E17CE0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86740F3"/>
    <w:multiLevelType w:val="multilevel"/>
    <w:tmpl w:val="EC505DD4"/>
    <w:lvl w:ilvl="0">
      <w:start w:val="23"/>
      <w:numFmt w:val="decimal"/>
      <w:lvlText w:val="%1."/>
      <w:lvlJc w:val="left"/>
      <w:pPr>
        <w:tabs>
          <w:tab w:val="num" w:pos="0"/>
        </w:tabs>
        <w:ind w:left="480" w:hanging="480"/>
      </w:pPr>
    </w:lvl>
    <w:lvl w:ilvl="1">
      <w:start w:val="23"/>
      <w:numFmt w:val="decimal"/>
      <w:lvlText w:val="%2."/>
      <w:lvlJc w:val="left"/>
      <w:pPr>
        <w:tabs>
          <w:tab w:val="num" w:pos="720"/>
        </w:tabs>
        <w:ind w:left="1200" w:hanging="480"/>
      </w:pPr>
    </w:lvl>
    <w:lvl w:ilvl="2">
      <w:start w:val="23"/>
      <w:numFmt w:val="decimal"/>
      <w:lvlText w:val="%3."/>
      <w:lvlJc w:val="left"/>
      <w:pPr>
        <w:tabs>
          <w:tab w:val="num" w:pos="1440"/>
        </w:tabs>
        <w:ind w:left="1920" w:hanging="480"/>
      </w:pPr>
    </w:lvl>
    <w:lvl w:ilvl="3">
      <w:start w:val="23"/>
      <w:numFmt w:val="decimal"/>
      <w:lvlText w:val="%4."/>
      <w:lvlJc w:val="left"/>
      <w:pPr>
        <w:tabs>
          <w:tab w:val="num" w:pos="2160"/>
        </w:tabs>
        <w:ind w:left="2640" w:hanging="480"/>
      </w:pPr>
    </w:lvl>
    <w:lvl w:ilvl="4">
      <w:start w:val="23"/>
      <w:numFmt w:val="decimal"/>
      <w:lvlText w:val="%5."/>
      <w:lvlJc w:val="left"/>
      <w:pPr>
        <w:tabs>
          <w:tab w:val="num" w:pos="2880"/>
        </w:tabs>
        <w:ind w:left="3360" w:hanging="480"/>
      </w:pPr>
    </w:lvl>
    <w:lvl w:ilvl="5">
      <w:start w:val="23"/>
      <w:numFmt w:val="decimal"/>
      <w:lvlText w:val="%6."/>
      <w:lvlJc w:val="left"/>
      <w:pPr>
        <w:tabs>
          <w:tab w:val="num" w:pos="3600"/>
        </w:tabs>
        <w:ind w:left="4080" w:hanging="480"/>
      </w:pPr>
    </w:lvl>
    <w:lvl w:ilvl="6">
      <w:start w:val="2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29393909"/>
    <w:multiLevelType w:val="multilevel"/>
    <w:tmpl w:val="EC505DD4"/>
    <w:lvl w:ilvl="0">
      <w:start w:val="23"/>
      <w:numFmt w:val="decimal"/>
      <w:lvlText w:val="%1."/>
      <w:lvlJc w:val="left"/>
      <w:pPr>
        <w:tabs>
          <w:tab w:val="num" w:pos="0"/>
        </w:tabs>
        <w:ind w:left="480" w:hanging="480"/>
      </w:pPr>
    </w:lvl>
    <w:lvl w:ilvl="1">
      <w:start w:val="23"/>
      <w:numFmt w:val="decimal"/>
      <w:lvlText w:val="%2."/>
      <w:lvlJc w:val="left"/>
      <w:pPr>
        <w:tabs>
          <w:tab w:val="num" w:pos="720"/>
        </w:tabs>
        <w:ind w:left="1200" w:hanging="480"/>
      </w:pPr>
    </w:lvl>
    <w:lvl w:ilvl="2">
      <w:start w:val="23"/>
      <w:numFmt w:val="decimal"/>
      <w:lvlText w:val="%3."/>
      <w:lvlJc w:val="left"/>
      <w:pPr>
        <w:tabs>
          <w:tab w:val="num" w:pos="1440"/>
        </w:tabs>
        <w:ind w:left="1920" w:hanging="480"/>
      </w:pPr>
    </w:lvl>
    <w:lvl w:ilvl="3">
      <w:start w:val="23"/>
      <w:numFmt w:val="decimal"/>
      <w:lvlText w:val="%4."/>
      <w:lvlJc w:val="left"/>
      <w:pPr>
        <w:tabs>
          <w:tab w:val="num" w:pos="2160"/>
        </w:tabs>
        <w:ind w:left="2640" w:hanging="480"/>
      </w:pPr>
    </w:lvl>
    <w:lvl w:ilvl="4">
      <w:start w:val="23"/>
      <w:numFmt w:val="decimal"/>
      <w:lvlText w:val="%5."/>
      <w:lvlJc w:val="left"/>
      <w:pPr>
        <w:tabs>
          <w:tab w:val="num" w:pos="2880"/>
        </w:tabs>
        <w:ind w:left="3360" w:hanging="480"/>
      </w:pPr>
    </w:lvl>
    <w:lvl w:ilvl="5">
      <w:start w:val="23"/>
      <w:numFmt w:val="decimal"/>
      <w:lvlText w:val="%6."/>
      <w:lvlJc w:val="left"/>
      <w:pPr>
        <w:tabs>
          <w:tab w:val="num" w:pos="3600"/>
        </w:tabs>
        <w:ind w:left="4080" w:hanging="480"/>
      </w:pPr>
    </w:lvl>
    <w:lvl w:ilvl="6">
      <w:start w:val="2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1ABB17"/>
    <w:multiLevelType w:val="multilevel"/>
    <w:tmpl w:val="A3AA619E"/>
    <w:lvl w:ilvl="0">
      <w:start w:val="25"/>
      <w:numFmt w:val="decimal"/>
      <w:lvlText w:val="%1."/>
      <w:lvlJc w:val="left"/>
      <w:pPr>
        <w:tabs>
          <w:tab w:val="num" w:pos="0"/>
        </w:tabs>
        <w:ind w:left="480" w:hanging="480"/>
      </w:pPr>
      <w:rPr>
        <w:rFonts w:hint="default"/>
      </w:rPr>
    </w:lvl>
    <w:lvl w:ilvl="1">
      <w:start w:val="23"/>
      <w:numFmt w:val="decimal"/>
      <w:lvlText w:val="%2."/>
      <w:lvlJc w:val="left"/>
      <w:pPr>
        <w:tabs>
          <w:tab w:val="num" w:pos="720"/>
        </w:tabs>
        <w:ind w:left="1200" w:hanging="480"/>
      </w:pPr>
      <w:rPr>
        <w:rFonts w:hint="default"/>
      </w:rPr>
    </w:lvl>
    <w:lvl w:ilvl="2">
      <w:start w:val="23"/>
      <w:numFmt w:val="decimal"/>
      <w:lvlText w:val="%3."/>
      <w:lvlJc w:val="left"/>
      <w:pPr>
        <w:tabs>
          <w:tab w:val="num" w:pos="1440"/>
        </w:tabs>
        <w:ind w:left="1920" w:hanging="480"/>
      </w:pPr>
      <w:rPr>
        <w:rFonts w:hint="default"/>
      </w:rPr>
    </w:lvl>
    <w:lvl w:ilvl="3">
      <w:start w:val="23"/>
      <w:numFmt w:val="decimal"/>
      <w:lvlText w:val="%4."/>
      <w:lvlJc w:val="left"/>
      <w:pPr>
        <w:tabs>
          <w:tab w:val="num" w:pos="2160"/>
        </w:tabs>
        <w:ind w:left="2640" w:hanging="480"/>
      </w:pPr>
      <w:rPr>
        <w:rFonts w:hint="default"/>
      </w:rPr>
    </w:lvl>
    <w:lvl w:ilvl="4">
      <w:start w:val="23"/>
      <w:numFmt w:val="decimal"/>
      <w:lvlText w:val="%5."/>
      <w:lvlJc w:val="left"/>
      <w:pPr>
        <w:tabs>
          <w:tab w:val="num" w:pos="2880"/>
        </w:tabs>
        <w:ind w:left="3360" w:hanging="480"/>
      </w:pPr>
      <w:rPr>
        <w:rFonts w:hint="default"/>
      </w:rPr>
    </w:lvl>
    <w:lvl w:ilvl="5">
      <w:start w:val="23"/>
      <w:numFmt w:val="decimal"/>
      <w:lvlText w:val="%6."/>
      <w:lvlJc w:val="left"/>
      <w:pPr>
        <w:tabs>
          <w:tab w:val="num" w:pos="3600"/>
        </w:tabs>
        <w:ind w:left="4080" w:hanging="480"/>
      </w:pPr>
      <w:rPr>
        <w:rFonts w:hint="default"/>
      </w:rPr>
    </w:lvl>
    <w:lvl w:ilvl="6">
      <w:start w:val="23"/>
      <w:numFmt w:val="decimal"/>
      <w:lvlText w:val="%7."/>
      <w:lvlJc w:val="left"/>
      <w:pPr>
        <w:tabs>
          <w:tab w:val="num" w:pos="4320"/>
        </w:tabs>
        <w:ind w:left="4800" w:hanging="48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3938A5"/>
    <w:rsid w:val="004E29B3"/>
    <w:rsid w:val="00590D07"/>
    <w:rsid w:val="005B7D47"/>
    <w:rsid w:val="006D0004"/>
    <w:rsid w:val="00784D58"/>
    <w:rsid w:val="008876BF"/>
    <w:rsid w:val="008D6863"/>
    <w:rsid w:val="009B72B4"/>
    <w:rsid w:val="00A1739E"/>
    <w:rsid w:val="00B86B75"/>
    <w:rsid w:val="00BC48D5"/>
    <w:rsid w:val="00C36279"/>
    <w:rsid w:val="00E10D36"/>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BE0E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6D0004"/>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6D0004"/>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6D0004"/>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6D0004"/>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6</Pages>
  <Words>707</Words>
  <Characters>4033</Characters>
  <Application>Microsoft Macintosh Word</Application>
  <DocSecurity>0</DocSecurity>
  <Lines>33</Lines>
  <Paragraphs>9</Paragraphs>
  <ScaleCrop>false</ScaleCrop>
  <Company/>
  <LinksUpToDate>false</LinksUpToDate>
  <CharactersWithSpaces>4731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Supplemental Figures: Aligning marine species range data to better serve science and conservation</dc:title>
  <dc:creator>Casey</dc:creator>
  <cp:lastModifiedBy>Casey</cp:lastModifiedBy>
  <cp:revision>4</cp:revision>
  <dcterms:created xsi:type="dcterms:W3CDTF">2016-12-31T01:29:00Z</dcterms:created>
  <dcterms:modified xsi:type="dcterms:W3CDTF">2016-12-31T01:32:00Z</dcterms:modified>
</cp:coreProperties>
</file>